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DB9CA" w14:textId="77777777" w:rsidR="004A31C3" w:rsidRDefault="004A31C3" w:rsidP="004A31C3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b/>
          <w:bCs/>
          <w:color w:val="000000"/>
          <w:sz w:val="26"/>
          <w:szCs w:val="26"/>
          <w:u w:val="single"/>
        </w:rPr>
        <w:t>MA374</w:t>
      </w:r>
      <w:ins w:id="0" w:author="Aman Bucha" w:date="2023-02-24T23:34:00Z">
        <w:r w:rsidR="00446264">
          <w:rPr>
            <w:rFonts w:ascii="Arial" w:hAnsi="Arial" w:cs="Arial"/>
            <w:b/>
            <w:bCs/>
            <w:color w:val="000000"/>
            <w:sz w:val="26"/>
            <w:szCs w:val="26"/>
            <w:u w:val="single"/>
          </w:rPr>
          <w:t xml:space="preserve"> </w:t>
        </w:r>
      </w:ins>
      <w:del w:id="1" w:author="Aman Bucha" w:date="2023-02-24T23:34:00Z">
        <w:r w:rsidDel="00446264">
          <w:rPr>
            <w:rFonts w:ascii="Arial" w:hAnsi="Arial" w:cs="Arial"/>
            <w:b/>
            <w:bCs/>
            <w:color w:val="000000"/>
            <w:sz w:val="26"/>
            <w:szCs w:val="26"/>
            <w:u w:val="single"/>
          </w:rPr>
          <w:delText xml:space="preserve">: Financial Engineering </w:delText>
        </w:r>
      </w:del>
      <w:r>
        <w:rPr>
          <w:rFonts w:ascii="Arial" w:hAnsi="Arial" w:cs="Arial"/>
          <w:b/>
          <w:bCs/>
          <w:color w:val="000000"/>
          <w:sz w:val="26"/>
          <w:szCs w:val="26"/>
          <w:u w:val="single"/>
        </w:rPr>
        <w:t>Lab</w:t>
      </w:r>
      <w:ins w:id="2" w:author="Aman Bucha" w:date="2023-02-24T23:33:00Z">
        <w:r w:rsidR="00446264">
          <w:rPr>
            <w:rFonts w:ascii="Arial" w:hAnsi="Arial" w:cs="Arial"/>
            <w:b/>
            <w:bCs/>
            <w:color w:val="000000"/>
            <w:sz w:val="26"/>
            <w:szCs w:val="26"/>
            <w:u w:val="single"/>
          </w:rPr>
          <w:t>-</w:t>
        </w:r>
      </w:ins>
      <w:del w:id="3" w:author="Aman Bucha" w:date="2023-02-24T23:33:00Z">
        <w:r w:rsidDel="00446264">
          <w:rPr>
            <w:rFonts w:ascii="Arial" w:hAnsi="Arial" w:cs="Arial"/>
            <w:b/>
            <w:bCs/>
            <w:color w:val="000000"/>
            <w:sz w:val="26"/>
            <w:szCs w:val="26"/>
            <w:u w:val="single"/>
          </w:rPr>
          <w:delText>: Lab</w:delText>
        </w:r>
      </w:del>
      <w:r>
        <w:rPr>
          <w:rFonts w:ascii="Arial" w:hAnsi="Arial" w:cs="Arial"/>
          <w:b/>
          <w:bCs/>
          <w:color w:val="000000"/>
          <w:sz w:val="26"/>
          <w:szCs w:val="26"/>
          <w:u w:val="single"/>
        </w:rPr>
        <w:t xml:space="preserve"> 6</w:t>
      </w:r>
    </w:p>
    <w:p w14:paraId="348D3D85" w14:textId="77777777" w:rsidR="00446264" w:rsidRPr="00446264" w:rsidRDefault="004A31C3" w:rsidP="00446264">
      <w:pPr>
        <w:pStyle w:val="NormalWeb"/>
        <w:spacing w:before="0" w:beforeAutospacing="0" w:after="0" w:afterAutospacing="0"/>
        <w:jc w:val="right"/>
        <w:rPr>
          <w:ins w:id="4" w:author="Aman Bucha" w:date="2023-02-24T23:34:00Z"/>
          <w:rFonts w:ascii="Candara Light" w:hAnsi="Candara Light" w:cs="Arial"/>
          <w:bCs/>
          <w:color w:val="000000"/>
          <w:sz w:val="26"/>
          <w:szCs w:val="26"/>
          <w:rPrChange w:id="5" w:author="Aman Bucha" w:date="2023-02-24T23:34:00Z">
            <w:rPr>
              <w:ins w:id="6" w:author="Aman Bucha" w:date="2023-02-24T23:34:00Z"/>
              <w:rFonts w:ascii="Arial" w:hAnsi="Arial" w:cs="Arial"/>
              <w:b/>
              <w:bCs/>
              <w:color w:val="000000"/>
              <w:sz w:val="26"/>
              <w:szCs w:val="26"/>
              <w:u w:val="single"/>
            </w:rPr>
          </w:rPrChange>
        </w:rPr>
        <w:pPrChange w:id="7" w:author="Aman Bucha" w:date="2023-02-24T23:34:00Z">
          <w:pPr>
            <w:pStyle w:val="NormalWeb"/>
            <w:spacing w:before="0" w:beforeAutospacing="0" w:after="0" w:afterAutospacing="0"/>
            <w:jc w:val="center"/>
          </w:pPr>
        </w:pPrChange>
      </w:pPr>
      <w:del w:id="8" w:author="Aman Bucha" w:date="2023-02-24T23:33:00Z">
        <w:r w:rsidRPr="00446264" w:rsidDel="00446264">
          <w:rPr>
            <w:rFonts w:ascii="Candara Light" w:hAnsi="Candara Light" w:cs="Arial"/>
            <w:bCs/>
            <w:color w:val="000000"/>
            <w:sz w:val="26"/>
            <w:szCs w:val="26"/>
            <w:rPrChange w:id="9" w:author="Aman Bucha" w:date="2023-02-24T23:34:00Z">
              <w:rPr>
                <w:rFonts w:ascii="Arial" w:hAnsi="Arial" w:cs="Arial"/>
                <w:b/>
                <w:bCs/>
                <w:color w:val="000000"/>
                <w:sz w:val="26"/>
                <w:szCs w:val="26"/>
                <w:u w:val="single"/>
              </w:rPr>
            </w:rPrChange>
          </w:rPr>
          <w:delText xml:space="preserve">Soham </w:delText>
        </w:r>
      </w:del>
      <w:ins w:id="10" w:author="Aman Bucha" w:date="2023-02-24T23:33:00Z">
        <w:r w:rsidR="00446264" w:rsidRPr="00446264">
          <w:rPr>
            <w:rFonts w:ascii="Candara Light" w:hAnsi="Candara Light" w:cs="Arial"/>
            <w:bCs/>
            <w:color w:val="000000"/>
            <w:sz w:val="26"/>
            <w:szCs w:val="26"/>
            <w:rPrChange w:id="11" w:author="Aman Bucha" w:date="2023-02-24T23:34:00Z">
              <w:rPr>
                <w:rFonts w:ascii="Arial" w:hAnsi="Arial" w:cs="Arial"/>
                <w:b/>
                <w:bCs/>
                <w:color w:val="000000"/>
                <w:sz w:val="26"/>
                <w:szCs w:val="26"/>
                <w:u w:val="single"/>
              </w:rPr>
            </w:rPrChange>
          </w:rPr>
          <w:t xml:space="preserve">Aman </w:t>
        </w:r>
      </w:ins>
      <w:del w:id="12" w:author="Aman Bucha" w:date="2023-02-24T23:33:00Z">
        <w:r w:rsidRPr="00446264" w:rsidDel="00446264">
          <w:rPr>
            <w:rFonts w:ascii="Candara Light" w:hAnsi="Candara Light" w:cs="Arial"/>
            <w:bCs/>
            <w:color w:val="000000"/>
            <w:sz w:val="26"/>
            <w:szCs w:val="26"/>
            <w:rPrChange w:id="13" w:author="Aman Bucha" w:date="2023-02-24T23:34:00Z">
              <w:rPr>
                <w:rFonts w:ascii="Arial" w:hAnsi="Arial" w:cs="Arial"/>
                <w:b/>
                <w:bCs/>
                <w:color w:val="000000"/>
                <w:sz w:val="26"/>
                <w:szCs w:val="26"/>
                <w:u w:val="single"/>
              </w:rPr>
            </w:rPrChange>
          </w:rPr>
          <w:delText>Roy</w:delText>
        </w:r>
      </w:del>
      <w:ins w:id="14" w:author="Aman Bucha" w:date="2023-02-24T23:33:00Z">
        <w:r w:rsidR="00446264" w:rsidRPr="00446264">
          <w:rPr>
            <w:rFonts w:ascii="Candara Light" w:hAnsi="Candara Light" w:cs="Arial"/>
            <w:bCs/>
            <w:color w:val="000000"/>
            <w:sz w:val="26"/>
            <w:szCs w:val="26"/>
            <w:rPrChange w:id="15" w:author="Aman Bucha" w:date="2023-02-24T23:34:00Z">
              <w:rPr>
                <w:rFonts w:ascii="Arial" w:hAnsi="Arial" w:cs="Arial"/>
                <w:b/>
                <w:bCs/>
                <w:color w:val="000000"/>
                <w:sz w:val="26"/>
                <w:szCs w:val="26"/>
                <w:u w:val="single"/>
              </w:rPr>
            </w:rPrChange>
          </w:rPr>
          <w:t>Bucha</w:t>
        </w:r>
      </w:ins>
    </w:p>
    <w:p w14:paraId="297DE791" w14:textId="765E10D2" w:rsidR="00446264" w:rsidRPr="00446264" w:rsidRDefault="00446264" w:rsidP="00446264">
      <w:pPr>
        <w:pStyle w:val="NormalWeb"/>
        <w:spacing w:before="0" w:beforeAutospacing="0" w:after="0" w:afterAutospacing="0"/>
        <w:jc w:val="right"/>
        <w:rPr>
          <w:rFonts w:ascii="Candara Light" w:hAnsi="Candara Light" w:cs="Arial"/>
          <w:bCs/>
          <w:color w:val="000000"/>
          <w:sz w:val="26"/>
          <w:szCs w:val="26"/>
          <w:rPrChange w:id="16" w:author="Aman Bucha" w:date="2023-02-24T23:34:00Z">
            <w:rPr/>
          </w:rPrChange>
        </w:rPr>
        <w:pPrChange w:id="17" w:author="Aman Bucha" w:date="2023-02-24T23:34:00Z">
          <w:pPr>
            <w:pStyle w:val="NormalWeb"/>
            <w:spacing w:before="0" w:beforeAutospacing="0" w:after="0" w:afterAutospacing="0"/>
            <w:jc w:val="center"/>
          </w:pPr>
        </w:pPrChange>
      </w:pPr>
      <w:bookmarkStart w:id="18" w:name="_GoBack"/>
      <w:bookmarkEnd w:id="18"/>
      <w:ins w:id="19" w:author="Aman Bucha" w:date="2023-02-24T23:34:00Z">
        <w:r w:rsidRPr="00446264">
          <w:rPr>
            <w:rFonts w:ascii="Candara Light" w:hAnsi="Candara Light" w:cs="Arial"/>
            <w:bCs/>
            <w:color w:val="000000"/>
            <w:sz w:val="26"/>
            <w:szCs w:val="26"/>
            <w:rPrChange w:id="20" w:author="Aman Bucha" w:date="2023-02-24T23:34:00Z">
              <w:rPr>
                <w:rFonts w:ascii="Arial" w:hAnsi="Arial" w:cs="Arial"/>
                <w:b/>
                <w:bCs/>
                <w:color w:val="000000"/>
                <w:sz w:val="26"/>
                <w:szCs w:val="26"/>
                <w:u w:val="single"/>
              </w:rPr>
            </w:rPrChange>
          </w:rPr>
          <w:t>200123006</w:t>
        </w:r>
      </w:ins>
    </w:p>
    <w:p w14:paraId="5E296DC1" w14:textId="77777777" w:rsidR="004A31C3" w:rsidRPr="004A31C3" w:rsidRDefault="004A31C3">
      <w:pPr>
        <w:rPr>
          <w:b/>
          <w:u w:val="single"/>
        </w:rPr>
      </w:pPr>
    </w:p>
    <w:p w14:paraId="76647B46" w14:textId="77777777" w:rsidR="004A31C3" w:rsidRPr="004A31C3" w:rsidRDefault="004A31C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A31C3">
        <w:rPr>
          <w:rFonts w:ascii="Times New Roman" w:hAnsi="Times New Roman" w:cs="Times New Roman"/>
          <w:b/>
          <w:sz w:val="24"/>
          <w:szCs w:val="24"/>
          <w:u w:val="single"/>
        </w:rPr>
        <w:t>Question 1:</w:t>
      </w:r>
    </w:p>
    <w:p w14:paraId="07DA176E" w14:textId="77777777" w:rsidR="004A31C3" w:rsidRDefault="004A31C3">
      <w:pPr>
        <w:rPr>
          <w:rFonts w:ascii="Times New Roman" w:hAnsi="Times New Roman" w:cs="Times New Roman"/>
          <w:sz w:val="24"/>
          <w:szCs w:val="24"/>
        </w:rPr>
      </w:pPr>
      <w:r w:rsidRPr="004A31C3">
        <w:rPr>
          <w:rFonts w:ascii="Times New Roman" w:hAnsi="Times New Roman" w:cs="Times New Roman"/>
          <w:sz w:val="24"/>
          <w:szCs w:val="24"/>
        </w:rPr>
        <w:t xml:space="preserve">Some of the plots for the data in bsedata1 is as </w:t>
      </w:r>
      <w:proofErr w:type="gramStart"/>
      <w:r w:rsidRPr="004A31C3">
        <w:rPr>
          <w:rFonts w:ascii="Times New Roman" w:hAnsi="Times New Roman" w:cs="Times New Roman"/>
          <w:sz w:val="24"/>
          <w:szCs w:val="24"/>
        </w:rPr>
        <w:t>follows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4C1991F" w14:textId="77777777" w:rsidR="004A31C3" w:rsidRDefault="00446264">
      <w:pPr>
        <w:rPr>
          <w:rFonts w:ascii="Times New Roman" w:hAnsi="Times New Roman" w:cs="Times New Roman"/>
          <w:sz w:val="24"/>
          <w:szCs w:val="24"/>
        </w:rPr>
      </w:pPr>
      <w:ins w:id="21" w:author="Aman Bucha" w:date="2023-02-24T23:36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2B56B04" wp14:editId="04D71F6B">
              <wp:extent cx="5731510" cy="1862455"/>
              <wp:effectExtent l="0" t="0" r="2540" b="4445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1.png"/>
                      <pic:cNvPicPr/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BDD10BB" wp14:editId="7AD7C3FE">
              <wp:extent cx="5731510" cy="1862455"/>
              <wp:effectExtent l="0" t="0" r="2540" b="4445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2.png"/>
                      <pic:cNvPicPr/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286D1AC" wp14:editId="49268AA0">
              <wp:extent cx="5731510" cy="1862455"/>
              <wp:effectExtent l="0" t="0" r="2540" b="444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0" name="3.png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66A0FF7A" wp14:editId="4975E5FA">
              <wp:extent cx="5731510" cy="1862455"/>
              <wp:effectExtent l="0" t="0" r="2540" b="4445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1" name="4.png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B048EEC" wp14:editId="08EBCB2E">
              <wp:extent cx="5731510" cy="1862455"/>
              <wp:effectExtent l="0" t="0" r="2540" b="4445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5.png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2" w:author="Aman Bucha" w:date="2023-02-24T23:35:00Z">
        <w:r w:rsidR="004A31C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B794B18" wp14:editId="17428FD8">
              <wp:extent cx="5731510" cy="2091690"/>
              <wp:effectExtent l="0" t="0" r="2540" b="381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1.1.png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A31C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F9506D1" wp14:editId="4333665A">
              <wp:extent cx="5731510" cy="2091690"/>
              <wp:effectExtent l="0" t="0" r="2540" b="381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1.2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A31C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5EA703A" wp14:editId="2DE01945">
              <wp:extent cx="5731510" cy="2091690"/>
              <wp:effectExtent l="0" t="0" r="2540" b="381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1.3.png"/>
                      <pic:cNvPicPr/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A31C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9362863" wp14:editId="7DB819E7">
              <wp:extent cx="5731510" cy="2091690"/>
              <wp:effectExtent l="0" t="0" r="2540" b="381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1.4.pn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A31C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AC6BF1D" wp14:editId="559E6951">
              <wp:extent cx="5731510" cy="2091690"/>
              <wp:effectExtent l="0" t="0" r="2540" b="381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1.5.png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21C2303" w14:textId="77777777" w:rsidR="004A31C3" w:rsidRDefault="004A31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 of the plots for nsedata1 are:</w:t>
      </w:r>
    </w:p>
    <w:p w14:paraId="2C780162" w14:textId="77777777" w:rsidR="00316138" w:rsidRDefault="00446264">
      <w:pPr>
        <w:rPr>
          <w:rFonts w:ascii="Times New Roman" w:hAnsi="Times New Roman" w:cs="Times New Roman"/>
          <w:sz w:val="24"/>
          <w:szCs w:val="24"/>
        </w:rPr>
      </w:pPr>
      <w:ins w:id="23" w:author="Aman Bucha" w:date="2023-02-24T23:36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37C1871" wp14:editId="7AC29C29">
              <wp:extent cx="5731510" cy="1862455"/>
              <wp:effectExtent l="0" t="0" r="2540" b="4445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1.pn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6EDCD81" wp14:editId="3BF18409">
              <wp:extent cx="5731510" cy="1862455"/>
              <wp:effectExtent l="0" t="0" r="2540" b="4445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4" name="2.png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3B63339F" wp14:editId="67C0393F">
              <wp:extent cx="5731510" cy="1862455"/>
              <wp:effectExtent l="0" t="0" r="2540" b="4445"/>
              <wp:docPr id="55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5" name="3.png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4610199" wp14:editId="28873103">
              <wp:extent cx="5731510" cy="1862455"/>
              <wp:effectExtent l="0" t="0" r="2540" b="4445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6" name="4.png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56FFF2D" wp14:editId="149D5F4E">
              <wp:extent cx="5731510" cy="1862455"/>
              <wp:effectExtent l="0" t="0" r="2540" b="4445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" name="5.png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4" w:author="Aman Bucha" w:date="2023-02-24T23:35:00Z">
        <w:r w:rsidR="00316138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93B2197" wp14:editId="2C847D8A">
              <wp:extent cx="5731510" cy="2091690"/>
              <wp:effectExtent l="0" t="0" r="2540" b="381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1.6.pn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138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1D0EF3F" wp14:editId="7777351A">
              <wp:extent cx="5731510" cy="2091690"/>
              <wp:effectExtent l="0" t="0" r="2540" b="381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1.7.pn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138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33D11F8" wp14:editId="48E723BF">
              <wp:extent cx="5731510" cy="2091690"/>
              <wp:effectExtent l="0" t="0" r="2540" b="381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1.8.png"/>
                      <pic:cNvPicPr/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138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6532941" wp14:editId="1F629EC6">
              <wp:extent cx="5731510" cy="2091690"/>
              <wp:effectExtent l="0" t="0" r="2540" b="381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1.9.pn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138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571C495" wp14:editId="188F59E1">
              <wp:extent cx="5731510" cy="2091690"/>
              <wp:effectExtent l="0" t="0" r="2540" b="381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1.10.png"/>
                      <pic:cNvPicPr/>
                    </pic:nvPicPr>
                    <pic:blipFill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2D9D788" w14:textId="77777777" w:rsidR="00316138" w:rsidRDefault="00316138">
      <w:pPr>
        <w:rPr>
          <w:rFonts w:ascii="Times New Roman" w:hAnsi="Times New Roman" w:cs="Times New Roman"/>
          <w:sz w:val="24"/>
          <w:szCs w:val="24"/>
        </w:rPr>
      </w:pPr>
    </w:p>
    <w:p w14:paraId="4A2E4875" w14:textId="77777777" w:rsidR="00316138" w:rsidRPr="00316138" w:rsidRDefault="00316138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316138">
        <w:rPr>
          <w:rFonts w:ascii="Times New Roman" w:hAnsi="Times New Roman" w:cs="Times New Roman"/>
          <w:b/>
          <w:sz w:val="28"/>
          <w:szCs w:val="24"/>
          <w:u w:val="single"/>
        </w:rPr>
        <w:t>Question 2:</w:t>
      </w:r>
    </w:p>
    <w:p w14:paraId="6C9E985A" w14:textId="77777777" w:rsidR="00316138" w:rsidRDefault="00316138">
      <w:pPr>
        <w:rPr>
          <w:rFonts w:ascii="Times New Roman" w:hAnsi="Times New Roman" w:cs="Times New Roman"/>
          <w:sz w:val="24"/>
          <w:szCs w:val="24"/>
        </w:rPr>
      </w:pPr>
    </w:p>
    <w:p w14:paraId="1B47AB76" w14:textId="77777777" w:rsidR="004A31C3" w:rsidRDefault="00316138">
      <w:pPr>
        <w:rPr>
          <w:rFonts w:ascii="Times New Roman" w:hAnsi="Times New Roman" w:cs="Times New Roman"/>
          <w:sz w:val="24"/>
          <w:szCs w:val="24"/>
        </w:rPr>
      </w:pPr>
      <w:r>
        <w:t xml:space="preserve">Some of the </w:t>
      </w:r>
      <w:r w:rsidR="00DA3173">
        <w:t xml:space="preserve">histogram </w:t>
      </w:r>
      <w:r>
        <w:t>plots of the</w:t>
      </w:r>
      <w:r w:rsidR="00DA3173">
        <w:t xml:space="preserve"> normalized</w:t>
      </w:r>
      <w:r>
        <w:t xml:space="preserve"> returns </w:t>
      </w:r>
      <w:r w:rsidR="00DA3173">
        <w:t xml:space="preserve">superimposing in a graph of the density function N (0, 1) </w:t>
      </w:r>
      <w:r>
        <w:t xml:space="preserve">for the data in </w:t>
      </w:r>
      <w:ins w:id="25" w:author="Aman Bucha" w:date="2023-02-24T23:36:00Z">
        <w:r w:rsidR="00446264">
          <w:t>b</w:t>
        </w:r>
      </w:ins>
      <w:del w:id="26" w:author="Aman Bucha" w:date="2023-02-24T23:36:00Z">
        <w:r w:rsidR="00DA3173" w:rsidDel="00446264">
          <w:delText>n</w:delText>
        </w:r>
      </w:del>
      <w:r>
        <w:t xml:space="preserve">sedata1 are: </w:t>
      </w:r>
    </w:p>
    <w:p w14:paraId="27897D99" w14:textId="77777777" w:rsidR="004A31C3" w:rsidRDefault="00446264">
      <w:pPr>
        <w:rPr>
          <w:rFonts w:ascii="Times New Roman" w:hAnsi="Times New Roman" w:cs="Times New Roman"/>
          <w:sz w:val="24"/>
          <w:szCs w:val="24"/>
        </w:rPr>
      </w:pPr>
      <w:ins w:id="27" w:author="Aman Bucha" w:date="2023-02-24T23:37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0ACE7203" wp14:editId="2CF89FC7">
              <wp:extent cx="5731510" cy="1862455"/>
              <wp:effectExtent l="0" t="0" r="2540" b="4445"/>
              <wp:docPr id="58" name="Picture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8" name="1.png"/>
                      <pic:cNvPicPr/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9166218" wp14:editId="4ABE1387">
              <wp:extent cx="5731510" cy="1862455"/>
              <wp:effectExtent l="0" t="0" r="2540" b="4445"/>
              <wp:docPr id="59" name="Picture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9" name="2.png"/>
                      <pic:cNvPicPr/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8FFEF97" wp14:editId="0D9773FC">
              <wp:extent cx="5731510" cy="1862455"/>
              <wp:effectExtent l="0" t="0" r="2540" b="4445"/>
              <wp:docPr id="60" name="Picture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" name="3.png"/>
                      <pic:cNvPicPr/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06495567" wp14:editId="465E1580">
              <wp:extent cx="5731510" cy="1862455"/>
              <wp:effectExtent l="0" t="0" r="2540" b="4445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" name="4.png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26BBB79" wp14:editId="1A03E0FC">
              <wp:extent cx="5731510" cy="1862455"/>
              <wp:effectExtent l="0" t="0" r="2540" b="4445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2" name="5.png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8" w:author="Aman Bucha" w:date="2023-02-24T23:36:00Z"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E77C6BB" wp14:editId="640FE466">
              <wp:extent cx="5731510" cy="2091690"/>
              <wp:effectExtent l="0" t="0" r="2540" b="381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2.1.pn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0BA0F8B" wp14:editId="0CF33652">
              <wp:extent cx="5731510" cy="2091690"/>
              <wp:effectExtent l="0" t="0" r="2540" b="381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2.2.png"/>
                      <pic:cNvPicPr/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9778DB3" wp14:editId="2A8408C9">
              <wp:extent cx="5731510" cy="2091690"/>
              <wp:effectExtent l="0" t="0" r="2540" b="381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2.4.png"/>
                      <pic:cNvPicPr/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651CB0E" wp14:editId="2AE7AF3B">
              <wp:extent cx="5731510" cy="2091690"/>
              <wp:effectExtent l="0" t="0" r="2540" b="381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2.3.png"/>
                      <pic:cNvPicPr/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53A276E" wp14:editId="730754E4">
              <wp:extent cx="5731510" cy="2091690"/>
              <wp:effectExtent l="0" t="0" r="2540" b="381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2.5.pn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0A4251B" w14:textId="77777777" w:rsidR="00DA3173" w:rsidRDefault="00DA31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same for </w:t>
      </w:r>
      <w:ins w:id="29" w:author="Aman Bucha" w:date="2023-02-24T23:36:00Z">
        <w:r w:rsidR="00446264">
          <w:rPr>
            <w:rFonts w:ascii="Times New Roman" w:hAnsi="Times New Roman" w:cs="Times New Roman"/>
            <w:sz w:val="24"/>
            <w:szCs w:val="24"/>
          </w:rPr>
          <w:t>n</w:t>
        </w:r>
      </w:ins>
      <w:del w:id="30" w:author="Aman Bucha" w:date="2023-02-24T23:36:00Z">
        <w:r w:rsidDel="00446264">
          <w:rPr>
            <w:rFonts w:ascii="Times New Roman" w:hAnsi="Times New Roman" w:cs="Times New Roman"/>
            <w:sz w:val="24"/>
            <w:szCs w:val="24"/>
          </w:rPr>
          <w:delText>b</w:delText>
        </w:r>
      </w:del>
      <w:r>
        <w:rPr>
          <w:rFonts w:ascii="Times New Roman" w:hAnsi="Times New Roman" w:cs="Times New Roman"/>
          <w:sz w:val="24"/>
          <w:szCs w:val="24"/>
        </w:rPr>
        <w:t>sedata1 are:</w:t>
      </w:r>
    </w:p>
    <w:p w14:paraId="14306470" w14:textId="77777777" w:rsidR="00DA3173" w:rsidRDefault="00446264">
      <w:pPr>
        <w:rPr>
          <w:rFonts w:ascii="Times New Roman" w:hAnsi="Times New Roman" w:cs="Times New Roman"/>
          <w:sz w:val="24"/>
          <w:szCs w:val="24"/>
        </w:rPr>
      </w:pPr>
      <w:ins w:id="31" w:author="Aman Bucha" w:date="2023-02-24T23:37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141ADA9" wp14:editId="6FB002B6">
              <wp:extent cx="5731510" cy="1862455"/>
              <wp:effectExtent l="0" t="0" r="2540" b="4445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3" name="1.png"/>
                      <pic:cNvPicPr/>
                    </pic:nvPicPr>
                    <pic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E64E38C" wp14:editId="0F7A4D33">
              <wp:extent cx="5731510" cy="1862455"/>
              <wp:effectExtent l="0" t="0" r="2540" b="4445"/>
              <wp:docPr id="64" name="Picture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4" name="2.png"/>
                      <pic:cNvPicPr/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61F0611C" wp14:editId="5DCA693B">
              <wp:extent cx="5731510" cy="1862455"/>
              <wp:effectExtent l="0" t="0" r="2540" b="4445"/>
              <wp:docPr id="65" name="Picture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5" name="3.png"/>
                      <pic:cNvPicPr/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933D227" wp14:editId="1411F438">
              <wp:extent cx="5731510" cy="1862455"/>
              <wp:effectExtent l="0" t="0" r="2540" b="4445"/>
              <wp:docPr id="66" name="Picture 6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6" name="4.png"/>
                      <pic:cNvPicPr/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FD2B7DA" wp14:editId="21E3DFD1">
              <wp:extent cx="5731510" cy="1862455"/>
              <wp:effectExtent l="0" t="0" r="2540" b="4445"/>
              <wp:docPr id="67" name="Picture 6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7" name="5.png"/>
                      <pic:cNvPicPr/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2" w:author="Aman Bucha" w:date="2023-02-24T23:36:00Z"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B5095ED" wp14:editId="5D94A2E7">
              <wp:extent cx="5731510" cy="2091690"/>
              <wp:effectExtent l="0" t="0" r="2540" b="381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2.11.png"/>
                      <pic:cNvPicPr/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A3A50DC" wp14:editId="1A3CD2B4">
              <wp:extent cx="5731510" cy="2091690"/>
              <wp:effectExtent l="0" t="0" r="2540" b="3810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2.12.png"/>
                      <pic:cNvPicPr/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A6C0182" wp14:editId="0C82A1F6">
              <wp:extent cx="5731510" cy="2091690"/>
              <wp:effectExtent l="0" t="0" r="2540" b="3810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2.13.png"/>
                      <pic:cNvPicPr/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A8C03A8" wp14:editId="3874FABB">
              <wp:extent cx="5731510" cy="2091690"/>
              <wp:effectExtent l="0" t="0" r="2540" b="381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2.14.png"/>
                      <pic:cNvPicPr/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33" w:author="Aman Bucha" w:date="2023-02-24T23:37:00Z">
        <w:r w:rsidR="00DA3173"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AC3A256" wp14:editId="3E37A53E">
              <wp:extent cx="5731510" cy="2091690"/>
              <wp:effectExtent l="0" t="0" r="2540" b="381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2.15.png"/>
                      <pic:cNvPicPr/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F89D82F" w14:textId="77777777" w:rsidR="00DA3173" w:rsidRDefault="00DA3173" w:rsidP="00DA3173">
      <w:pPr>
        <w:rPr>
          <w:ins w:id="34" w:author="Aman Bucha" w:date="2023-02-24T23:38:00Z"/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the corresponding boxplot of the normalized return of some of the stocks of </w:t>
      </w:r>
      <w:ins w:id="35" w:author="Aman Bucha" w:date="2023-02-24T23:38:00Z">
        <w:r w:rsidR="00446264">
          <w:rPr>
            <w:rFonts w:ascii="Times New Roman" w:hAnsi="Times New Roman" w:cs="Times New Roman"/>
            <w:sz w:val="24"/>
            <w:szCs w:val="24"/>
          </w:rPr>
          <w:t>b</w:t>
        </w:r>
      </w:ins>
      <w:del w:id="36" w:author="Aman Bucha" w:date="2023-02-24T23:38:00Z">
        <w:r w:rsidDel="00446264">
          <w:rPr>
            <w:rFonts w:ascii="Times New Roman" w:hAnsi="Times New Roman" w:cs="Times New Roman"/>
            <w:sz w:val="24"/>
            <w:szCs w:val="24"/>
          </w:rPr>
          <w:delText>n</w:delText>
        </w:r>
      </w:del>
      <w:r>
        <w:rPr>
          <w:rFonts w:ascii="Times New Roman" w:hAnsi="Times New Roman" w:cs="Times New Roman"/>
          <w:sz w:val="24"/>
          <w:szCs w:val="24"/>
        </w:rPr>
        <w:t>sedata1 are as follows:</w:t>
      </w:r>
      <w:del w:id="37" w:author="Aman Bucha" w:date="2023-02-24T23:37:00Z"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7CB19DB" wp14:editId="45ABDAB3">
              <wp:extent cx="5731510" cy="2091690"/>
              <wp:effectExtent l="0" t="0" r="2540" b="381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2.6.png"/>
                      <pic:cNvPicPr/>
                    </pic:nvPicPr>
                    <pic:blipFill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CF1CD7B" wp14:editId="1364DA54">
              <wp:extent cx="5731510" cy="2091690"/>
              <wp:effectExtent l="0" t="0" r="2540" b="3810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2.7.png"/>
                      <pic:cNvPicPr/>
                    </pic:nvPicPr>
                    <pic:blipFill>
                      <a:blip r:embed="rId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8" w:author="Aman Bucha" w:date="2023-02-24T23:37:00Z">
        <w:r w:rsidR="00446264" w:rsidDel="00446264">
          <w:rPr>
            <w:rFonts w:ascii="Times New Roman" w:hAnsi="Times New Roman" w:cs="Times New Roman"/>
            <w:noProof/>
            <w:sz w:val="24"/>
            <w:szCs w:val="24"/>
          </w:rPr>
          <w:t xml:space="preserve"> </w:t>
        </w:r>
      </w:ins>
      <w:del w:id="39" w:author="Aman Bucha" w:date="2023-02-24T23:37:00Z"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F1878B2" wp14:editId="08DB16A4">
              <wp:extent cx="5731510" cy="2091690"/>
              <wp:effectExtent l="0" t="0" r="2540" b="3810"/>
              <wp:docPr id="28" name="Picture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2.8.png"/>
                      <pic:cNvPicPr/>
                    </pic:nvPicPr>
                    <pic:blipFill>
                      <a:blip r:embed="rId4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8003A1D" wp14:editId="1BC24EA4">
              <wp:extent cx="5731510" cy="2091690"/>
              <wp:effectExtent l="0" t="0" r="2540" b="3810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2.9.png"/>
                      <pic:cNvPicPr/>
                    </pic:nvPicPr>
                    <pic:blipFill>
                      <a:blip r:embed="rId4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84FB6D5" wp14:editId="7525C744">
              <wp:extent cx="5731510" cy="2091690"/>
              <wp:effectExtent l="0" t="0" r="2540" b="381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2.10.png"/>
                      <pic:cNvPicPr/>
                    </pic:nvPicPr>
                    <pic:blipFill>
                      <a:blip r:embed="rId5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6373F18" w14:textId="77777777" w:rsidR="00446264" w:rsidRDefault="00446264" w:rsidP="00DA3173">
      <w:pPr>
        <w:rPr>
          <w:rFonts w:ascii="Times New Roman" w:hAnsi="Times New Roman" w:cs="Times New Roman"/>
          <w:sz w:val="24"/>
          <w:szCs w:val="24"/>
        </w:rPr>
      </w:pPr>
      <w:ins w:id="40" w:author="Aman Bucha" w:date="2023-02-24T23:38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66FACD21" wp14:editId="3E9C473A">
              <wp:extent cx="5731510" cy="1862455"/>
              <wp:effectExtent l="0" t="0" r="2540" b="4445"/>
              <wp:docPr id="68" name="Picture 6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8" name="1.png"/>
                      <pic:cNvPicPr/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C65468D" wp14:editId="245057D5">
              <wp:extent cx="5731510" cy="1862455"/>
              <wp:effectExtent l="0" t="0" r="2540" b="4445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9" name="2.png"/>
                      <pic:cNvPicPr/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9463A3B" wp14:editId="5634B795">
              <wp:extent cx="5731510" cy="1862455"/>
              <wp:effectExtent l="0" t="0" r="2540" b="4445"/>
              <wp:docPr id="70" name="Picture 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0" name="3.png"/>
                      <pic:cNvPicPr/>
                    </pic:nvPicPr>
                    <pic:blipFill>
                      <a:blip r:embed="rId5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3F73BA47" wp14:editId="55BE05E4">
              <wp:extent cx="5731510" cy="1862455"/>
              <wp:effectExtent l="0" t="0" r="2540" b="4445"/>
              <wp:docPr id="71" name="Picture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1" name="4.png"/>
                      <pic:cNvPicPr/>
                    </pic:nvPicPr>
                    <pic:blipFill>
                      <a:blip r:embed="rId5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5F4DC55" wp14:editId="4DB5A748">
              <wp:extent cx="5731510" cy="1862455"/>
              <wp:effectExtent l="0" t="0" r="2540" b="4445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2" name="5.png"/>
                      <pic:cNvPicPr/>
                    </pic:nvPicPr>
                    <pic:blipFill>
                      <a:blip r:embed="rId5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07C4228" w14:textId="77777777" w:rsidR="00DA3173" w:rsidRDefault="00DA3173" w:rsidP="00DA3173">
      <w:pPr>
        <w:rPr>
          <w:ins w:id="41" w:author="Aman Bucha" w:date="2023-02-24T23:38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And the same for </w:t>
      </w:r>
      <w:ins w:id="42" w:author="Aman Bucha" w:date="2023-02-24T23:38:00Z">
        <w:r w:rsidR="00446264">
          <w:rPr>
            <w:rFonts w:ascii="Times New Roman" w:hAnsi="Times New Roman" w:cs="Times New Roman"/>
            <w:sz w:val="24"/>
            <w:szCs w:val="24"/>
          </w:rPr>
          <w:t>n</w:t>
        </w:r>
      </w:ins>
      <w:del w:id="43" w:author="Aman Bucha" w:date="2023-02-24T23:38:00Z">
        <w:r w:rsidDel="00446264">
          <w:rPr>
            <w:rFonts w:ascii="Times New Roman" w:hAnsi="Times New Roman" w:cs="Times New Roman"/>
            <w:sz w:val="24"/>
            <w:szCs w:val="24"/>
          </w:rPr>
          <w:delText>b</w:delText>
        </w:r>
      </w:del>
      <w:r>
        <w:rPr>
          <w:rFonts w:ascii="Times New Roman" w:hAnsi="Times New Roman" w:cs="Times New Roman"/>
          <w:sz w:val="24"/>
          <w:szCs w:val="24"/>
        </w:rPr>
        <w:t>sedata1 are</w:t>
      </w:r>
      <w:r w:rsidR="007B4755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A02A21F" w14:textId="77777777" w:rsidR="00446264" w:rsidRDefault="00446264" w:rsidP="00DA3173">
      <w:pPr>
        <w:rPr>
          <w:rFonts w:ascii="Times New Roman" w:hAnsi="Times New Roman" w:cs="Times New Roman"/>
          <w:sz w:val="24"/>
          <w:szCs w:val="24"/>
        </w:rPr>
      </w:pPr>
      <w:ins w:id="44" w:author="Aman Bucha" w:date="2023-02-24T23:38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CDF5F7B" wp14:editId="305EC1DC">
              <wp:extent cx="5731510" cy="1862455"/>
              <wp:effectExtent l="0" t="0" r="2540" b="4445"/>
              <wp:docPr id="73" name="Picture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3" name="1.png"/>
                      <pic:cNvPicPr/>
                    </pic:nvPicPr>
                    <pic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E3FD609" wp14:editId="3202EB31">
              <wp:extent cx="5731510" cy="1862455"/>
              <wp:effectExtent l="0" t="0" r="2540" b="4445"/>
              <wp:docPr id="74" name="Picture 7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" name="2.png"/>
                      <pic:cNvPicPr/>
                    </pic:nvPicPr>
                    <pic:blipFill>
                      <a:blip r:embed="rId5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35057B10" wp14:editId="2E4EDA7F">
              <wp:extent cx="5731510" cy="1862455"/>
              <wp:effectExtent l="0" t="0" r="2540" b="4445"/>
              <wp:docPr id="75" name="Picture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5" name="3.png"/>
                      <pic:cNvPicPr/>
                    </pic:nvPicPr>
                    <pic:blipFill>
                      <a:blip r:embed="rId5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2211121" wp14:editId="699AF468">
              <wp:extent cx="5731510" cy="1862455"/>
              <wp:effectExtent l="0" t="0" r="2540" b="4445"/>
              <wp:docPr id="76" name="Picture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6" name="4.png"/>
                      <pic:cNvPicPr/>
                    </pic:nvPicPr>
                    <pic:blipFill>
                      <a:blip r:embed="rId5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89F1651" wp14:editId="0A2807C8">
              <wp:extent cx="5731510" cy="1862455"/>
              <wp:effectExtent l="0" t="0" r="2540" b="4445"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7" name="5.png"/>
                      <pic:cNvPicPr/>
                    </pic:nvPicPr>
                    <pic:blipFill>
                      <a:blip r:embed="rId6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122B79" w14:textId="77777777" w:rsidR="007B4755" w:rsidRDefault="007B4755" w:rsidP="00DA3173">
      <w:pPr>
        <w:rPr>
          <w:rFonts w:ascii="Times New Roman" w:hAnsi="Times New Roman" w:cs="Times New Roman"/>
          <w:sz w:val="24"/>
          <w:szCs w:val="24"/>
        </w:rPr>
      </w:pPr>
      <w:del w:id="45" w:author="Aman Bucha" w:date="2023-02-24T23:37:00Z"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55A7D41" wp14:editId="3B8402B3">
              <wp:extent cx="5731510" cy="2091690"/>
              <wp:effectExtent l="0" t="0" r="2540" b="3810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2.16.png"/>
                      <pic:cNvPicPr/>
                    </pic:nvPicPr>
                    <pic:blipFill>
                      <a:blip r:embed="rId6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2686FEF" wp14:editId="0B9AF4AD">
              <wp:extent cx="5731510" cy="2091690"/>
              <wp:effectExtent l="0" t="0" r="2540" b="381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2.17.png"/>
                      <pic:cNvPicPr/>
                    </pic:nvPicPr>
                    <pic:blipFill>
                      <a:blip r:embed="rId6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2A943F3" wp14:editId="42A09679">
              <wp:extent cx="5731510" cy="2091690"/>
              <wp:effectExtent l="0" t="0" r="2540" b="381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2.18.png"/>
                      <pic:cNvPicPr/>
                    </pic:nvPicPr>
                    <pic:blipFill>
                      <a:blip r:embed="rId6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5B96797" wp14:editId="54C7D835">
              <wp:extent cx="5731510" cy="2091690"/>
              <wp:effectExtent l="0" t="0" r="2540" b="381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2.19.png"/>
                      <pic:cNvPicPr/>
                    </pic:nvPicPr>
                    <pic:blipFill>
                      <a:blip r:embed="rId6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44626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1BE469E" wp14:editId="4BA7DB50">
              <wp:extent cx="5731510" cy="2091690"/>
              <wp:effectExtent l="0" t="0" r="2540" b="381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2.20.png"/>
                      <pic:cNvPicPr/>
                    </pic:nvPicPr>
                    <pic:blipFill>
                      <a:blip r:embed="rId6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E1A7AE1" w14:textId="77777777" w:rsidR="0055504E" w:rsidRDefault="0055504E" w:rsidP="00DA3173">
      <w:r w:rsidRPr="0055504E">
        <w:rPr>
          <w:b/>
          <w:u w:val="single"/>
        </w:rPr>
        <w:t>Observations –</w:t>
      </w:r>
      <w:r>
        <w:t xml:space="preserve"> </w:t>
      </w:r>
    </w:p>
    <w:p w14:paraId="48E8CCE0" w14:textId="77777777" w:rsidR="0055504E" w:rsidRPr="0055504E" w:rsidRDefault="0055504E" w:rsidP="00555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 We can observe that the </w:t>
      </w:r>
      <w:proofErr w:type="gramStart"/>
      <w:r>
        <w:t>N(</w:t>
      </w:r>
      <w:proofErr w:type="gramEnd"/>
      <w:r>
        <w:t xml:space="preserve">0, 1) roughly estimates the normalized returns, which is more accurate if the returns are computed on daily basis instead of weekly or monthly. </w:t>
      </w:r>
    </w:p>
    <w:p w14:paraId="26087DA0" w14:textId="77777777" w:rsidR="0055504E" w:rsidRPr="0055504E" w:rsidRDefault="0055504E" w:rsidP="00555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The deviations are due to the random fluctuations in the </w:t>
      </w:r>
      <w:proofErr w:type="gramStart"/>
      <w:r>
        <w:t>real world</w:t>
      </w:r>
      <w:proofErr w:type="gramEnd"/>
      <w:r>
        <w:t xml:space="preserve"> market, so, naïve Gaussian distribution can’t completely model it.</w:t>
      </w:r>
    </w:p>
    <w:p w14:paraId="2EC82B35" w14:textId="77777777" w:rsidR="0055504E" w:rsidRPr="0055504E" w:rsidRDefault="0055504E" w:rsidP="00555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It is more evident when a closer look is taken at the tails of these plots. The curve for </w:t>
      </w:r>
      <w:proofErr w:type="gramStart"/>
      <w:r>
        <w:t>N(</w:t>
      </w:r>
      <w:proofErr w:type="gramEnd"/>
      <w:r>
        <w:t xml:space="preserve">0, 1) steeply decreases to 0, but the returns on the prices does not. At the tails, there seem to be more deviations, and more proper model using a mix of different distributions is required to capture those changes. </w:t>
      </w:r>
    </w:p>
    <w:p w14:paraId="502E600D" w14:textId="77777777" w:rsidR="007B4755" w:rsidRPr="0055504E" w:rsidRDefault="0055504E" w:rsidP="005550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t xml:space="preserve">Such a behaviour is called as leptokurtic, i.e., high peaks and heavy tails. Jump diffusion model (by Merton) take these </w:t>
      </w:r>
      <w:proofErr w:type="gramStart"/>
      <w:r>
        <w:t>so called</w:t>
      </w:r>
      <w:proofErr w:type="gramEnd"/>
      <w:r>
        <w:t xml:space="preserve"> jumps at the tails into account.</w:t>
      </w:r>
    </w:p>
    <w:p w14:paraId="1E27BDB9" w14:textId="77777777" w:rsidR="0055504E" w:rsidRDefault="0055504E" w:rsidP="005550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A6245E" w14:textId="77777777" w:rsidR="0055504E" w:rsidRDefault="0055504E" w:rsidP="0055504E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55504E">
        <w:rPr>
          <w:rFonts w:ascii="Times New Roman" w:hAnsi="Times New Roman" w:cs="Times New Roman"/>
          <w:b/>
          <w:sz w:val="28"/>
          <w:szCs w:val="24"/>
          <w:u w:val="single"/>
        </w:rPr>
        <w:t>Question 3:</w:t>
      </w:r>
    </w:p>
    <w:p w14:paraId="01CE12E7" w14:textId="77777777" w:rsidR="0055504E" w:rsidRDefault="0055504E" w:rsidP="0055504E">
      <w:r>
        <w:lastRenderedPageBreak/>
        <w:t xml:space="preserve">The similar plots for the log </w:t>
      </w:r>
      <w:proofErr w:type="gramStart"/>
      <w:r>
        <w:t>returns</w:t>
      </w:r>
      <w:proofErr w:type="gramEnd"/>
      <w:r>
        <w:t xml:space="preserve"> for the data in bsedata1 are:</w:t>
      </w:r>
    </w:p>
    <w:p w14:paraId="59B7D8FF" w14:textId="77777777" w:rsidR="0055504E" w:rsidRDefault="00446264" w:rsidP="0055504E">
      <w:ins w:id="46" w:author="Aman Bucha" w:date="2023-02-24T23:39:00Z">
        <w:r>
          <w:rPr>
            <w:noProof/>
          </w:rPr>
          <w:drawing>
            <wp:inline distT="0" distB="0" distL="0" distR="0" wp14:anchorId="093AF0B3" wp14:editId="3530ABCA">
              <wp:extent cx="5731510" cy="1862455"/>
              <wp:effectExtent l="0" t="0" r="2540" b="4445"/>
              <wp:docPr id="78" name="Picture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8" name="1.png"/>
                      <pic:cNvPicPr/>
                    </pic:nvPicPr>
                    <pic:blipFill>
                      <a:blip r:embed="rId6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273B3708" wp14:editId="25BAEECC">
              <wp:extent cx="5731510" cy="1862455"/>
              <wp:effectExtent l="0" t="0" r="2540" b="4445"/>
              <wp:docPr id="79" name="Picture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" name="2.png"/>
                      <pic:cNvPicPr/>
                    </pic:nvPicPr>
                    <pic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0F67C721" wp14:editId="1B4EE740">
              <wp:extent cx="5731510" cy="1862455"/>
              <wp:effectExtent l="0" t="0" r="2540" b="4445"/>
              <wp:docPr id="80" name="Picture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0" name="3.png"/>
                      <pic:cNvPicPr/>
                    </pic:nvPicPr>
                    <pic:blipFill>
                      <a:blip r:embed="rId6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3D0A46CF" wp14:editId="4E4B54C1">
              <wp:extent cx="5731510" cy="1862455"/>
              <wp:effectExtent l="0" t="0" r="2540" b="4445"/>
              <wp:docPr id="81" name="Picture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1" name="4.png"/>
                      <pic:cNvPicPr/>
                    </pic:nvPicPr>
                    <pic:blipFill>
                      <a:blip r:embed="rId6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3AFF5CFC" wp14:editId="719F0676">
              <wp:extent cx="5731510" cy="1862455"/>
              <wp:effectExtent l="0" t="0" r="2540" b="4445"/>
              <wp:docPr id="82" name="Picture 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2" name="5.png"/>
                      <pic:cNvPicPr/>
                    </pic:nvPicPr>
                    <pic:blipFill>
                      <a:blip r:embed="rId7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47" w:author="Aman Bucha" w:date="2023-02-24T23:38:00Z">
        <w:r w:rsidR="0055504E" w:rsidDel="00446264">
          <w:rPr>
            <w:noProof/>
          </w:rPr>
          <w:drawing>
            <wp:inline distT="0" distB="0" distL="0" distR="0" wp14:anchorId="01956395" wp14:editId="5B1A0499">
              <wp:extent cx="5731510" cy="2091690"/>
              <wp:effectExtent l="0" t="0" r="2540" b="381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3.6.png"/>
                      <pic:cNvPicPr/>
                    </pic:nvPicPr>
                    <pic:blipFill>
                      <a:blip r:embed="rId7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55504E" w:rsidDel="00446264">
          <w:rPr>
            <w:noProof/>
          </w:rPr>
          <w:drawing>
            <wp:inline distT="0" distB="0" distL="0" distR="0" wp14:anchorId="102F47A4" wp14:editId="00DC064B">
              <wp:extent cx="5731510" cy="2091690"/>
              <wp:effectExtent l="0" t="0" r="2540" b="3810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3.7.png"/>
                      <pic:cNvPicPr/>
                    </pic:nvPicPr>
                    <pic:blipFill>
                      <a:blip r:embed="rId7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55504E" w:rsidDel="00446264">
          <w:rPr>
            <w:noProof/>
          </w:rPr>
          <w:drawing>
            <wp:inline distT="0" distB="0" distL="0" distR="0" wp14:anchorId="13EA2911" wp14:editId="19361F09">
              <wp:extent cx="5731510" cy="2091690"/>
              <wp:effectExtent l="0" t="0" r="2540" b="3810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3.8.png"/>
                      <pic:cNvPicPr/>
                    </pic:nvPicPr>
                    <pic:blipFill>
                      <a:blip r:embed="rId7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55504E" w:rsidDel="00446264">
          <w:rPr>
            <w:noProof/>
          </w:rPr>
          <w:drawing>
            <wp:inline distT="0" distB="0" distL="0" distR="0" wp14:anchorId="4C51618A" wp14:editId="6917D557">
              <wp:extent cx="5731510" cy="2091690"/>
              <wp:effectExtent l="0" t="0" r="2540" b="3810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3.9.png"/>
                      <pic:cNvPicPr/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55504E" w:rsidDel="00446264">
          <w:rPr>
            <w:noProof/>
          </w:rPr>
          <w:drawing>
            <wp:inline distT="0" distB="0" distL="0" distR="0" wp14:anchorId="526069D5" wp14:editId="57C8FA8D">
              <wp:extent cx="5731510" cy="2091690"/>
              <wp:effectExtent l="0" t="0" r="2540" b="3810"/>
              <wp:docPr id="40" name="Picture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3.10.png"/>
                      <pic:cNvPicPr/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D0C8780" w14:textId="77777777" w:rsidR="0055504E" w:rsidRDefault="0055504E" w:rsidP="0055504E">
      <w:r>
        <w:t>And for the data</w:t>
      </w:r>
      <w:r w:rsidR="00BF3B73">
        <w:t xml:space="preserve"> of nsedata1 are:</w:t>
      </w:r>
    </w:p>
    <w:p w14:paraId="64B73AAD" w14:textId="77777777" w:rsidR="00BF3B73" w:rsidRDefault="00446264" w:rsidP="0055504E">
      <w:ins w:id="48" w:author="Aman Bucha" w:date="2023-02-24T23:39:00Z">
        <w:r>
          <w:rPr>
            <w:noProof/>
          </w:rPr>
          <w:drawing>
            <wp:inline distT="0" distB="0" distL="0" distR="0" wp14:anchorId="20472978" wp14:editId="650E9A5D">
              <wp:extent cx="5731510" cy="1862455"/>
              <wp:effectExtent l="0" t="0" r="2540" b="4445"/>
              <wp:docPr id="83" name="Picture 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3" name="1.png"/>
                      <pic:cNvPicPr/>
                    </pic:nvPicPr>
                    <pic:blipFill>
                      <a:blip r:embed="rId7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7C44BD58" wp14:editId="7420D7D2">
              <wp:extent cx="5731510" cy="1862455"/>
              <wp:effectExtent l="0" t="0" r="2540" b="4445"/>
              <wp:docPr id="84" name="Picture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4" name="2.png"/>
                      <pic:cNvPicPr/>
                    </pic:nvPicPr>
                    <pic:blipFill>
                      <a:blip r:embed="rId7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2B048110" wp14:editId="66D7FA55">
              <wp:extent cx="5731510" cy="1862455"/>
              <wp:effectExtent l="0" t="0" r="2540" b="4445"/>
              <wp:docPr id="85" name="Picture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5" name="3.png"/>
                      <pic:cNvPicPr/>
                    </pic:nvPicPr>
                    <pic:blipFill>
                      <a:blip r:embed="rId7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06AB7F93" wp14:editId="7C49E511">
              <wp:extent cx="5731510" cy="1862455"/>
              <wp:effectExtent l="0" t="0" r="2540" b="4445"/>
              <wp:docPr id="86" name="Picture 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6" name="4.png"/>
                      <pic:cNvPicPr/>
                    </pic:nvPicPr>
                    <pic:blipFill>
                      <a:blip r:embed="rId7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39E5C5FF" wp14:editId="3EE99530">
              <wp:extent cx="5731510" cy="1862455"/>
              <wp:effectExtent l="0" t="0" r="2540" b="4445"/>
              <wp:docPr id="87" name="Picture 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7" name="5.png"/>
                      <pic:cNvPicPr/>
                    </pic:nvPicPr>
                    <pic:blipFill>
                      <a:blip r:embed="rId8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49" w:author="Aman Bucha" w:date="2023-02-24T23:38:00Z">
        <w:r w:rsidR="00BF3B73" w:rsidDel="00446264">
          <w:rPr>
            <w:noProof/>
          </w:rPr>
          <w:drawing>
            <wp:inline distT="0" distB="0" distL="0" distR="0" wp14:anchorId="5440DBD2" wp14:editId="573DF702">
              <wp:extent cx="5731510" cy="2091690"/>
              <wp:effectExtent l="0" t="0" r="2540" b="3810"/>
              <wp:docPr id="41" name="Picture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3.1.png"/>
                      <pic:cNvPicPr/>
                    </pic:nvPicPr>
                    <pic:blipFill>
                      <a:blip r:embed="rId8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F3B73" w:rsidDel="00446264">
          <w:rPr>
            <w:noProof/>
          </w:rPr>
          <w:drawing>
            <wp:inline distT="0" distB="0" distL="0" distR="0" wp14:anchorId="7F39DAE5" wp14:editId="698F74DB">
              <wp:extent cx="5731510" cy="2091690"/>
              <wp:effectExtent l="0" t="0" r="2540" b="3810"/>
              <wp:docPr id="42" name="Picture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3.2.png"/>
                      <pic:cNvPicPr/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F3B73" w:rsidDel="00446264">
          <w:rPr>
            <w:noProof/>
          </w:rPr>
          <w:drawing>
            <wp:inline distT="0" distB="0" distL="0" distR="0" wp14:anchorId="3F82E487" wp14:editId="1B85E942">
              <wp:extent cx="5731510" cy="2091690"/>
              <wp:effectExtent l="0" t="0" r="2540" b="3810"/>
              <wp:docPr id="43" name="Picture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3.3.png"/>
                      <pic:cNvPicPr/>
                    </pic:nvPicPr>
                    <pic:blipFill>
                      <a:blip r:embed="rId8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F3B73" w:rsidDel="00446264">
          <w:rPr>
            <w:noProof/>
          </w:rPr>
          <w:drawing>
            <wp:inline distT="0" distB="0" distL="0" distR="0" wp14:anchorId="7B525720" wp14:editId="20E551C6">
              <wp:extent cx="5731510" cy="2091690"/>
              <wp:effectExtent l="0" t="0" r="2540" b="3810"/>
              <wp:docPr id="44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3.4.png"/>
                      <pic:cNvPicPr/>
                    </pic:nvPicPr>
                    <pic:blipFill>
                      <a:blip r:embed="rId8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BF3B73" w:rsidDel="00446264">
          <w:rPr>
            <w:noProof/>
          </w:rPr>
          <w:drawing>
            <wp:inline distT="0" distB="0" distL="0" distR="0" wp14:anchorId="187EE92E" wp14:editId="57C451CA">
              <wp:extent cx="5731510" cy="2091690"/>
              <wp:effectExtent l="0" t="0" r="2540" b="3810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3.5.png"/>
                      <pic:cNvPicPr/>
                    </pic:nvPicPr>
                    <pic:blipFill>
                      <a:blip r:embed="rId8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09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452DE61" w14:textId="77777777" w:rsidR="0055504E" w:rsidRPr="00BF3B73" w:rsidRDefault="00BF3B73" w:rsidP="0055504E">
      <w:pPr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BF3B73">
        <w:rPr>
          <w:rFonts w:ascii="Times New Roman" w:hAnsi="Times New Roman" w:cs="Times New Roman"/>
          <w:b/>
          <w:sz w:val="28"/>
          <w:szCs w:val="24"/>
          <w:u w:val="single"/>
        </w:rPr>
        <w:t>Question 4 and 5:</w:t>
      </w:r>
    </w:p>
    <w:p w14:paraId="5A2A1FC8" w14:textId="77777777" w:rsidR="00BF3B73" w:rsidRDefault="00BF3B73" w:rsidP="0055504E">
      <w:r w:rsidRPr="00BF3B73">
        <w:rPr>
          <w:b/>
          <w:sz w:val="24"/>
          <w:u w:val="single"/>
        </w:rPr>
        <w:t>Formulae used</w:t>
      </w:r>
      <w:r w:rsidRPr="00BF3B73">
        <w:rPr>
          <w:sz w:val="24"/>
        </w:rPr>
        <w:t xml:space="preserve"> </w:t>
      </w:r>
      <w:r>
        <w:t xml:space="preserve">– </w:t>
      </w:r>
    </w:p>
    <w:p w14:paraId="1D120EC1" w14:textId="77777777" w:rsidR="00BF3B73" w:rsidRDefault="00BF3B73" w:rsidP="00BF3B73">
      <w:pPr>
        <w:pStyle w:val="ListParagraph"/>
        <w:numPr>
          <w:ilvl w:val="0"/>
          <w:numId w:val="3"/>
        </w:numPr>
      </w:pPr>
      <w:r>
        <w:t>Geometric Brownian motion is used to model the scenario since stock prices behave like a           stochastic process:</w:t>
      </w:r>
    </w:p>
    <w:p w14:paraId="58CCC672" w14:textId="77777777" w:rsidR="00BF3B73" w:rsidRDefault="00BF3B73" w:rsidP="0055504E">
      <w:pPr>
        <w:rPr>
          <w:rFonts w:ascii="Times New Roman" w:hAnsi="Times New Roman" w:cs="Times New Roman"/>
          <w:sz w:val="24"/>
          <w:szCs w:val="24"/>
        </w:rPr>
      </w:pPr>
      <w:r w:rsidRPr="00BF3B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0C3FB2" wp14:editId="25F45114">
            <wp:extent cx="5731510" cy="3473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66E" w14:textId="77777777" w:rsidR="00BF3B73" w:rsidRDefault="00BF3B73" w:rsidP="0055504E">
      <w:pPr>
        <w:rPr>
          <w:ins w:id="50" w:author="SOHAM ROY" w:date="2023-02-24T23:01:00Z"/>
          <w:rFonts w:ascii="Times New Roman" w:hAnsi="Times New Roman" w:cs="Times New Roman"/>
          <w:sz w:val="24"/>
          <w:szCs w:val="24"/>
        </w:rPr>
      </w:pPr>
    </w:p>
    <w:p w14:paraId="0B2BACD6" w14:textId="77777777" w:rsidR="00F54E03" w:rsidRDefault="00F54E03" w:rsidP="0055504E">
      <w:pPr>
        <w:rPr>
          <w:ins w:id="51" w:author="SOHAM ROY" w:date="2023-02-24T23:04:00Z"/>
          <w:rFonts w:ascii="Times New Roman" w:hAnsi="Times New Roman" w:cs="Times New Roman"/>
          <w:sz w:val="24"/>
          <w:szCs w:val="24"/>
        </w:rPr>
      </w:pPr>
    </w:p>
    <w:p w14:paraId="25923D2C" w14:textId="77777777" w:rsidR="00F54E03" w:rsidRDefault="00F54E03" w:rsidP="0055504E">
      <w:pPr>
        <w:rPr>
          <w:ins w:id="52" w:author="SOHAM ROY" w:date="2023-02-24T23:04:00Z"/>
          <w:rFonts w:ascii="Times New Roman" w:hAnsi="Times New Roman" w:cs="Times New Roman"/>
          <w:sz w:val="24"/>
          <w:szCs w:val="24"/>
        </w:rPr>
      </w:pPr>
    </w:p>
    <w:p w14:paraId="764199FF" w14:textId="77777777" w:rsidR="00F54E03" w:rsidRPr="00F54E03" w:rsidRDefault="00F54E03">
      <w:pPr>
        <w:pStyle w:val="ListParagraph"/>
        <w:numPr>
          <w:ilvl w:val="0"/>
          <w:numId w:val="3"/>
        </w:numPr>
        <w:rPr>
          <w:ins w:id="53" w:author="SOHAM ROY" w:date="2023-02-24T23:01:00Z"/>
          <w:rFonts w:ascii="Times New Roman" w:hAnsi="Times New Roman" w:cs="Times New Roman"/>
          <w:sz w:val="24"/>
          <w:szCs w:val="24"/>
          <w:rPrChange w:id="54" w:author="SOHAM ROY" w:date="2023-02-24T23:04:00Z">
            <w:rPr>
              <w:ins w:id="55" w:author="SOHAM ROY" w:date="2023-02-24T23:01:00Z"/>
            </w:rPr>
          </w:rPrChange>
        </w:rPr>
        <w:pPrChange w:id="56" w:author="SOHAM ROY" w:date="2023-02-24T23:04:00Z">
          <w:pPr/>
        </w:pPrChange>
      </w:pPr>
      <w:ins w:id="57" w:author="SOHAM ROY" w:date="2023-02-24T23:04:00Z">
        <w:r w:rsidRPr="00BF3B73"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28D735B2" wp14:editId="6333C7CD">
              <wp:extent cx="1834738" cy="1336648"/>
              <wp:effectExtent l="0" t="0" r="0" b="0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0985" cy="13411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DBDC3BF" w14:textId="77777777" w:rsidR="00F54E03" w:rsidRDefault="00F54E03" w:rsidP="0055504E">
      <w:pPr>
        <w:rPr>
          <w:rFonts w:ascii="Times New Roman" w:hAnsi="Times New Roman" w:cs="Times New Roman"/>
          <w:sz w:val="24"/>
          <w:szCs w:val="24"/>
        </w:rPr>
      </w:pPr>
    </w:p>
    <w:p w14:paraId="040B56D3" w14:textId="77777777" w:rsidR="00BF3B73" w:rsidDel="00D252D7" w:rsidRDefault="00BF3B73" w:rsidP="00BF3B73">
      <w:pPr>
        <w:rPr>
          <w:del w:id="58" w:author="Aman Bucha" w:date="2023-02-24T23:42:00Z"/>
          <w:rFonts w:ascii="Times New Roman" w:hAnsi="Times New Roman" w:cs="Times New Roman"/>
          <w:sz w:val="24"/>
          <w:szCs w:val="24"/>
        </w:rPr>
      </w:pPr>
    </w:p>
    <w:p w14:paraId="420E875D" w14:textId="77777777" w:rsidR="00D252D7" w:rsidRDefault="00D252D7" w:rsidP="00D252D7">
      <w:pPr>
        <w:rPr>
          <w:ins w:id="59" w:author="Aman Bucha" w:date="2023-02-24T23:42:00Z"/>
        </w:rPr>
      </w:pPr>
      <w:ins w:id="60" w:author="Aman Bucha" w:date="2023-02-24T23:42:00Z">
        <w:r>
          <w:t xml:space="preserve">where, </w:t>
        </w:r>
      </w:ins>
    </w:p>
    <w:p w14:paraId="426BC2CB" w14:textId="77777777" w:rsidR="00D252D7" w:rsidRDefault="00D252D7" w:rsidP="00D252D7">
      <w:pPr>
        <w:rPr>
          <w:ins w:id="61" w:author="Aman Bucha" w:date="2023-02-24T23:42:00Z"/>
        </w:rPr>
      </w:pPr>
      <w:ins w:id="62" w:author="Aman Bucha" w:date="2023-02-24T23:42:00Z">
        <w:r>
          <w:t xml:space="preserve">Z1, Z2, …, Zn are independent </w:t>
        </w:r>
        <w:proofErr w:type="gramStart"/>
        <w:r>
          <w:t>N(</w:t>
        </w:r>
        <w:proofErr w:type="gramEnd"/>
        <w:r>
          <w:t xml:space="preserve">0, 1) variables, </w:t>
        </w:r>
        <w:proofErr w:type="spellStart"/>
        <w:r>
          <w:t>ui</w:t>
        </w:r>
        <w:proofErr w:type="spellEnd"/>
        <w:r>
          <w:t xml:space="preserve"> is the log return of day </w:t>
        </w:r>
        <w:proofErr w:type="spellStart"/>
        <w:r>
          <w:t>i</w:t>
        </w:r>
        <w:proofErr w:type="spellEnd"/>
        <w:r>
          <w:t xml:space="preserve">, and </w:t>
        </w:r>
        <w:proofErr w:type="spellStart"/>
        <w:r>
          <w:t>si</w:t>
        </w:r>
        <w:proofErr w:type="spellEnd"/>
        <w:r>
          <w:t xml:space="preserve"> and si-1 are adjacent closing stock prices of day </w:t>
        </w:r>
        <w:proofErr w:type="spellStart"/>
        <w:r>
          <w:t>i</w:t>
        </w:r>
        <w:proofErr w:type="spellEnd"/>
        <w:r>
          <w:t xml:space="preserve"> - 1 and day </w:t>
        </w:r>
        <w:proofErr w:type="spellStart"/>
        <w:r>
          <w:t>i</w:t>
        </w:r>
        <w:proofErr w:type="spellEnd"/>
        <w:r>
          <w:t xml:space="preserve"> respectively</w:t>
        </w:r>
      </w:ins>
    </w:p>
    <w:p w14:paraId="3B1CAE94" w14:textId="77777777" w:rsidR="00D252D7" w:rsidRDefault="00D252D7" w:rsidP="00D252D7">
      <w:pPr>
        <w:rPr>
          <w:ins w:id="63" w:author="Aman Bucha" w:date="2023-02-24T23:42:00Z"/>
        </w:rPr>
      </w:pPr>
      <w:ins w:id="64" w:author="Aman Bucha" w:date="2023-02-24T23:42:00Z">
        <w:r>
          <w:t>For daily stock data:</w:t>
        </w:r>
      </w:ins>
    </w:p>
    <w:p w14:paraId="56622C85" w14:textId="77777777" w:rsidR="00BF3B73" w:rsidDel="00D252D7" w:rsidRDefault="00D252D7" w:rsidP="00BF3B73">
      <w:pPr>
        <w:rPr>
          <w:del w:id="65" w:author="Aman Bucha" w:date="2023-02-24T23:42:00Z"/>
        </w:rPr>
      </w:pPr>
      <w:ins w:id="66" w:author="Aman Bucha" w:date="2023-02-24T23:42:00Z">
        <w:r>
          <w:t>The generated stock prices path along with the actual path for stocks in bsedata1 are:</w:t>
        </w:r>
      </w:ins>
    </w:p>
    <w:p w14:paraId="0F52D278" w14:textId="77777777" w:rsidR="00D252D7" w:rsidRDefault="00D252D7" w:rsidP="00D252D7">
      <w:pPr>
        <w:rPr>
          <w:ins w:id="67" w:author="Aman Bucha" w:date="2023-02-24T23:42:00Z"/>
          <w:rFonts w:ascii="Times New Roman" w:hAnsi="Times New Roman" w:cs="Times New Roman"/>
          <w:sz w:val="24"/>
          <w:szCs w:val="24"/>
        </w:rPr>
      </w:pPr>
    </w:p>
    <w:p w14:paraId="77610B80" w14:textId="77777777" w:rsidR="00D252D7" w:rsidRDefault="00D252D7" w:rsidP="00D252D7">
      <w:pPr>
        <w:rPr>
          <w:ins w:id="68" w:author="Aman Bucha" w:date="2023-02-24T23:42:00Z"/>
          <w:rFonts w:ascii="Times New Roman" w:hAnsi="Times New Roman" w:cs="Times New Roman"/>
          <w:sz w:val="24"/>
          <w:szCs w:val="24"/>
        </w:rPr>
      </w:pPr>
      <w:ins w:id="69" w:author="Aman Bucha" w:date="2023-02-24T23:42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5484F104" wp14:editId="0B1F15BA">
              <wp:extent cx="5731510" cy="4298950"/>
              <wp:effectExtent l="0" t="0" r="2540" b="6350"/>
              <wp:docPr id="88" name="Picture 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8" name="1.png"/>
                      <pic:cNvPicPr/>
                    </pic:nvPicPr>
                    <pic:blipFill>
                      <a:blip r:embed="rId8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29129EE" wp14:editId="5602737D">
              <wp:extent cx="5731510" cy="4298950"/>
              <wp:effectExtent l="0" t="0" r="2540" b="6350"/>
              <wp:docPr id="89" name="Picture 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9" name="2.png"/>
                      <pic:cNvPicPr/>
                    </pic:nvPicPr>
                    <pic:blipFill>
                      <a:blip r:embed="rId8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37156F0F" wp14:editId="4C525476">
              <wp:extent cx="5731510" cy="4298950"/>
              <wp:effectExtent l="0" t="0" r="2540" b="6350"/>
              <wp:docPr id="90" name="Picture 9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0" name="3.png"/>
                      <pic:cNvPicPr/>
                    </pic:nvPicPr>
                    <pic:blipFill>
                      <a:blip r:embed="rId9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D7F0DAF" wp14:editId="5E3CABBE">
              <wp:extent cx="5731510" cy="4298950"/>
              <wp:effectExtent l="0" t="0" r="2540" b="6350"/>
              <wp:docPr id="91" name="Picture 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1" name="4.png"/>
                      <pic:cNvPicPr/>
                    </pic:nvPicPr>
                    <pic:blipFill>
                      <a:blip r:embed="rId9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031965" w14:textId="77777777" w:rsidR="00D252D7" w:rsidRDefault="00D252D7" w:rsidP="00D252D7">
      <w:pPr>
        <w:rPr>
          <w:ins w:id="70" w:author="Aman Bucha" w:date="2023-02-24T23:43:00Z"/>
        </w:rPr>
      </w:pPr>
      <w:ins w:id="71" w:author="Aman Bucha" w:date="2023-02-24T23:43:00Z">
        <w:r>
          <w:lastRenderedPageBreak/>
          <w:t>The generated stock prices path along with the actual path for stocks in nsedata1 are:</w:t>
        </w:r>
      </w:ins>
    </w:p>
    <w:p w14:paraId="4EF2271C" w14:textId="77777777" w:rsidR="00D252D7" w:rsidRDefault="00D252D7" w:rsidP="00D252D7">
      <w:pPr>
        <w:rPr>
          <w:ins w:id="72" w:author="Aman Bucha" w:date="2023-02-24T23:43:00Z"/>
          <w:rFonts w:ascii="Times New Roman" w:hAnsi="Times New Roman" w:cs="Times New Roman"/>
          <w:sz w:val="24"/>
          <w:szCs w:val="24"/>
        </w:rPr>
      </w:pPr>
      <w:ins w:id="73" w:author="Aman Bucha" w:date="2023-02-24T23:43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58958891" wp14:editId="7BA4F5C5">
              <wp:extent cx="5731510" cy="4298950"/>
              <wp:effectExtent l="0" t="0" r="2540" b="6350"/>
              <wp:docPr id="92" name="Picture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2" name="1.png"/>
                      <pic:cNvPicPr/>
                    </pic:nvPicPr>
                    <pic:blipFill>
                      <a:blip r:embed="rId9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2757145" wp14:editId="6E870A5A">
              <wp:extent cx="5731510" cy="4298950"/>
              <wp:effectExtent l="0" t="0" r="2540" b="6350"/>
              <wp:docPr id="93" name="Picture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3" name="2.png"/>
                      <pic:cNvPicPr/>
                    </pic:nvPicPr>
                    <pic:blipFill>
                      <a:blip r:embed="rId9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4DA517EE" wp14:editId="5193F255">
              <wp:extent cx="5731510" cy="4298950"/>
              <wp:effectExtent l="0" t="0" r="2540" b="6350"/>
              <wp:docPr id="94" name="Picture 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4" name="3.png"/>
                      <pic:cNvPicPr/>
                    </pic:nvPicPr>
                    <pic:blipFill>
                      <a:blip r:embed="rId9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33C47DCC" wp14:editId="141AC990">
              <wp:extent cx="5731510" cy="4298950"/>
              <wp:effectExtent l="0" t="0" r="2540" b="6350"/>
              <wp:docPr id="95" name="Picture 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5" name="4.png"/>
                      <pic:cNvPicPr/>
                    </pic:nvPicPr>
                    <pic:blipFill>
                      <a:blip r:embed="rId9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4298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D33AD5" w14:textId="77777777" w:rsidR="00BF3B73" w:rsidRDefault="00D252D7" w:rsidP="00BF3B73">
      <w:pPr>
        <w:rPr>
          <w:ins w:id="74" w:author="Aman Bucha" w:date="2023-02-24T23:43:00Z"/>
          <w:rFonts w:ascii="Times New Roman" w:hAnsi="Times New Roman" w:cs="Times New Roman"/>
          <w:sz w:val="24"/>
          <w:szCs w:val="24"/>
        </w:rPr>
      </w:pPr>
      <w:ins w:id="75" w:author="Aman Bucha" w:date="2023-02-24T23:43:00Z">
        <w:r w:rsidRPr="00D252D7">
          <w:rPr>
            <w:rFonts w:ascii="Times New Roman" w:hAnsi="Times New Roman" w:cs="Times New Roman"/>
            <w:sz w:val="24"/>
            <w:szCs w:val="24"/>
          </w:rPr>
          <w:lastRenderedPageBreak/>
          <w:t xml:space="preserve">Now for Weekly and Monthly Returns the similar plots </w:t>
        </w:r>
        <w:proofErr w:type="gramStart"/>
        <w:r w:rsidRPr="00D252D7">
          <w:rPr>
            <w:rFonts w:ascii="Times New Roman" w:hAnsi="Times New Roman" w:cs="Times New Roman"/>
            <w:sz w:val="24"/>
            <w:szCs w:val="24"/>
          </w:rPr>
          <w:t>are :</w:t>
        </w:r>
        <w:proofErr w:type="gramEnd"/>
      </w:ins>
    </w:p>
    <w:p w14:paraId="5484D92A" w14:textId="77777777" w:rsidR="00D252D7" w:rsidRDefault="00D252D7" w:rsidP="00BF3B73">
      <w:pPr>
        <w:rPr>
          <w:ins w:id="76" w:author="Aman Bucha" w:date="2023-02-24T23:43:00Z"/>
          <w:rFonts w:ascii="Times New Roman" w:hAnsi="Times New Roman" w:cs="Times New Roman"/>
          <w:sz w:val="24"/>
          <w:szCs w:val="24"/>
        </w:rPr>
      </w:pPr>
      <w:ins w:id="77" w:author="Aman Bucha" w:date="2023-02-24T23:43:00Z">
        <w:r>
          <w:rPr>
            <w:rFonts w:ascii="Times New Roman" w:hAnsi="Times New Roman" w:cs="Times New Roman"/>
            <w:sz w:val="24"/>
            <w:szCs w:val="24"/>
          </w:rPr>
          <w:t>For bsedata1:</w:t>
        </w:r>
      </w:ins>
    </w:p>
    <w:p w14:paraId="078C0DA8" w14:textId="77777777" w:rsidR="00D252D7" w:rsidRDefault="00D252D7" w:rsidP="00BF3B73">
      <w:pPr>
        <w:rPr>
          <w:ins w:id="78" w:author="Aman Bucha" w:date="2023-02-24T23:44:00Z"/>
          <w:rFonts w:ascii="Times New Roman" w:hAnsi="Times New Roman" w:cs="Times New Roman"/>
          <w:sz w:val="24"/>
          <w:szCs w:val="24"/>
        </w:rPr>
      </w:pPr>
      <w:ins w:id="79" w:author="Aman Bucha" w:date="2023-02-24T23:44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2B3539B" wp14:editId="149B474A">
              <wp:extent cx="5731510" cy="1862455"/>
              <wp:effectExtent l="0" t="0" r="2540" b="4445"/>
              <wp:docPr id="96" name="Picture 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6" name="1.png"/>
                      <pic:cNvPicPr/>
                    </pic:nvPicPr>
                    <pic:blipFill>
                      <a:blip r:embed="rId9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40A9D87" wp14:editId="464A0DFF">
              <wp:extent cx="5731510" cy="1862455"/>
              <wp:effectExtent l="0" t="0" r="2540" b="4445"/>
              <wp:docPr id="97" name="Picture 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7" name="2.png"/>
                      <pic:cNvPicPr/>
                    </pic:nvPicPr>
                    <pic:blipFill>
                      <a:blip r:embed="rId9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207D431" wp14:editId="21642C80">
              <wp:extent cx="5731510" cy="1862455"/>
              <wp:effectExtent l="0" t="0" r="2540" b="4445"/>
              <wp:docPr id="98" name="Picture 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8" name="3.png"/>
                      <pic:cNvPicPr/>
                    </pic:nvPicPr>
                    <pic:blipFill>
                      <a:blip r:embed="rId9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B0BF608" wp14:editId="34EA47FB">
              <wp:extent cx="5731510" cy="1862455"/>
              <wp:effectExtent l="0" t="0" r="2540" b="4445"/>
              <wp:docPr id="99" name="Picture 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9" name="4.png"/>
                      <pic:cNvPicPr/>
                    </pic:nvPicPr>
                    <pic:blipFill>
                      <a:blip r:embed="rId9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2F4A100" w14:textId="77777777" w:rsidR="00D252D7" w:rsidRDefault="00D252D7" w:rsidP="00BF3B73">
      <w:pPr>
        <w:rPr>
          <w:ins w:id="80" w:author="Aman Bucha" w:date="2023-02-24T23:44:00Z"/>
          <w:rFonts w:ascii="Times New Roman" w:hAnsi="Times New Roman" w:cs="Times New Roman"/>
          <w:sz w:val="24"/>
          <w:szCs w:val="24"/>
        </w:rPr>
      </w:pPr>
      <w:ins w:id="81" w:author="Aman Bucha" w:date="2023-02-24T23:44:00Z">
        <w:r>
          <w:rPr>
            <w:rFonts w:ascii="Times New Roman" w:hAnsi="Times New Roman" w:cs="Times New Roman"/>
            <w:sz w:val="24"/>
            <w:szCs w:val="24"/>
          </w:rPr>
          <w:t>For nsedata1:</w:t>
        </w:r>
      </w:ins>
    </w:p>
    <w:p w14:paraId="1DD154F8" w14:textId="77777777" w:rsidR="00D252D7" w:rsidRPr="00BF3B73" w:rsidRDefault="00D252D7" w:rsidP="00BF3B73">
      <w:pPr>
        <w:rPr>
          <w:rFonts w:ascii="Times New Roman" w:hAnsi="Times New Roman" w:cs="Times New Roman"/>
          <w:sz w:val="24"/>
          <w:szCs w:val="24"/>
        </w:rPr>
      </w:pPr>
      <w:ins w:id="82" w:author="Aman Bucha" w:date="2023-02-24T23:44:00Z">
        <w:r>
          <w:rPr>
            <w:rFonts w:ascii="Times New Roman" w:hAnsi="Times New Roman" w:cs="Times New Roman"/>
            <w:noProof/>
            <w:sz w:val="24"/>
            <w:szCs w:val="24"/>
          </w:rPr>
          <w:lastRenderedPageBreak/>
          <w:drawing>
            <wp:inline distT="0" distB="0" distL="0" distR="0" wp14:anchorId="1AD82F11" wp14:editId="72927291">
              <wp:extent cx="5731510" cy="1862455"/>
              <wp:effectExtent l="0" t="0" r="2540" b="4445"/>
              <wp:docPr id="100" name="Picture 1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0" name="1.png"/>
                      <pic:cNvPicPr/>
                    </pic:nvPicPr>
                    <pic:blipFill>
                      <a:blip r:embed="rId10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7422B3E" wp14:editId="4081F26B">
              <wp:extent cx="5731510" cy="1862455"/>
              <wp:effectExtent l="0" t="0" r="2540" b="4445"/>
              <wp:docPr id="101" name="Picture 1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1" name="2.png"/>
                      <pic:cNvPicPr/>
                    </pic:nvPicPr>
                    <pic:blipFill>
                      <a:blip r:embed="rId10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43DC750" wp14:editId="61143D19">
              <wp:extent cx="5731510" cy="1862455"/>
              <wp:effectExtent l="0" t="0" r="2540" b="4445"/>
              <wp:docPr id="102" name="Picture 10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" name="3.png"/>
                      <pic:cNvPicPr/>
                    </pic:nvPicPr>
                    <pic:blipFill>
                      <a:blip r:embed="rId10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078DDA5" wp14:editId="17DBDC8F">
              <wp:extent cx="5731510" cy="1862455"/>
              <wp:effectExtent l="0" t="0" r="2540" b="4445"/>
              <wp:docPr id="103" name="Picture 1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3" name="4.png"/>
                      <pic:cNvPicPr/>
                    </pic:nvPicPr>
                    <pic:blipFill>
                      <a:blip r:embed="rId10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1862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D252D7" w:rsidRPr="00BF3B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4617FC"/>
    <w:multiLevelType w:val="hybridMultilevel"/>
    <w:tmpl w:val="3BFA55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1648E5"/>
    <w:multiLevelType w:val="hybridMultilevel"/>
    <w:tmpl w:val="5B0899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306C5E"/>
    <w:multiLevelType w:val="hybridMultilevel"/>
    <w:tmpl w:val="B378797A"/>
    <w:lvl w:ilvl="0" w:tplc="8DFC9B5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man Bucha">
    <w15:presenceInfo w15:providerId="None" w15:userId="Aman Bucha"/>
  </w15:person>
  <w15:person w15:author="SOHAM ROY">
    <w15:presenceInfo w15:providerId="None" w15:userId="SOHAM RO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revisionView w:markup="0"/>
  <w:trackRevisions/>
  <w:documentProtection w:edit="trackedChanges" w:enforcement="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1C3"/>
    <w:rsid w:val="001A18C8"/>
    <w:rsid w:val="002F7CFA"/>
    <w:rsid w:val="00316138"/>
    <w:rsid w:val="00446264"/>
    <w:rsid w:val="004A31C3"/>
    <w:rsid w:val="0055504E"/>
    <w:rsid w:val="007170ED"/>
    <w:rsid w:val="00735123"/>
    <w:rsid w:val="007B4755"/>
    <w:rsid w:val="00982575"/>
    <w:rsid w:val="00BF3B73"/>
    <w:rsid w:val="00C80CF4"/>
    <w:rsid w:val="00D252D7"/>
    <w:rsid w:val="00D44E64"/>
    <w:rsid w:val="00DA3173"/>
    <w:rsid w:val="00E1366F"/>
    <w:rsid w:val="00F54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8C77F"/>
  <w15:chartTrackingRefBased/>
  <w15:docId w15:val="{94424818-BA99-4BC0-BE49-6C3E7DF1C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A31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5550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4E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E03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1A18C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7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microsoft.com/office/2011/relationships/people" Target="peop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258F78-4FC9-46A3-B914-D5DEF9AC8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1</Pages>
  <Words>321</Words>
  <Characters>1832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SOHAM ROY</dc:creator>
  <cp:keywords/>
  <dc:description/>
  <cp:lastModifiedBy>Aman Bucha</cp:lastModifiedBy>
  <cp:revision>4</cp:revision>
  <cp:lastPrinted>2023-02-24T18:28:00Z</cp:lastPrinted>
  <dcterms:created xsi:type="dcterms:W3CDTF">2023-02-24T18:19:00Z</dcterms:created>
  <dcterms:modified xsi:type="dcterms:W3CDTF">2023-02-25T06:48:00Z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3348c8c3-3f51-4ebf-8eb9-2e1afe80bdc0</vt:lpwstr>
  </property>
</Properties>
</file>